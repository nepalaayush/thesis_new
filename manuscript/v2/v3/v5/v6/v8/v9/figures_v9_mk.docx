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B7FEB0C" w14:textId="2ADA6A0E" w:rsidR="00A45DB0" w:rsidRDefault="00A45DB0">
      <w:pPr>
        <w:rPr>
          <w:noProof/>
        </w:rPr>
      </w:pPr>
      <w:r>
        <w:rPr>
          <w:noProof/>
        </w:rPr>
        <w:t xml:space="preserve">Figure 1 </w:t>
      </w:r>
    </w:p>
    <w:p w14:paraId="09508D0C" w14:textId="7BFDA1DA" w:rsidR="00F32ADC" w:rsidRDefault="00F5529B">
      <w:r w:rsidRPr="00F5529B">
        <w:rPr>
          <w:noProof/>
        </w:rPr>
        <w:drawing>
          <wp:inline distT="0" distB="0" distL="0" distR="0" wp14:anchorId="4C3725DA" wp14:editId="32773823">
            <wp:extent cx="5943600" cy="3317240"/>
            <wp:effectExtent l="0" t="0" r="0" b="0"/>
            <wp:docPr id="1246439745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439745" name=""/>
                    <pic:cNvPicPr/>
                  </pic:nvPicPr>
                  <pic:blipFill>
                    <a:blip r:embed="rId5">
                      <a:extLst>
                        <a:ext uri="{96DAC541-7B7A-43D3-8B79-37D633B846F1}">
                          <asvg:svgBlip xmlns:asvg="http://schemas.microsoft.com/office/drawing/2016/SVG/main" r:embed="rId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17335" w14:textId="6570A568" w:rsidR="00A45DB0" w:rsidRDefault="007E291E">
      <w:r>
        <w:t xml:space="preserve">Figure 2 </w:t>
      </w:r>
    </w:p>
    <w:p w14:paraId="173E250C" w14:textId="5731E5A3" w:rsidR="007E291E" w:rsidRDefault="008C4BCA">
      <w:r>
        <w:rPr>
          <w:noProof/>
        </w:rPr>
        <w:drawing>
          <wp:inline distT="0" distB="0" distL="0" distR="0" wp14:anchorId="51FB1C4D" wp14:editId="3FA7F0FD">
            <wp:extent cx="4686300" cy="4100120"/>
            <wp:effectExtent l="0" t="0" r="0" b="0"/>
            <wp:docPr id="210478505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2612" cy="41143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F19C17" w14:textId="5ED78267" w:rsidR="00A2742D" w:rsidRDefault="00A2742D"/>
    <w:p w14:paraId="666F1917" w14:textId="15FAC015" w:rsidR="00A2742D" w:rsidRDefault="006A3F84">
      <w:commentRangeStart w:id="0"/>
      <w:del w:id="1" w:author="Martin Krämer" w:date="2025-01-06T14:43:00Z" w16du:dateUtc="2025-01-06T13:43:00Z">
        <w:r w:rsidRPr="006A3F84" w:rsidDel="002D51C3">
          <w:rPr>
            <w:noProof/>
          </w:rPr>
          <w:drawing>
            <wp:inline distT="0" distB="0" distL="0" distR="0" wp14:anchorId="06681427" wp14:editId="4FA7A59E">
              <wp:extent cx="5943600" cy="1496060"/>
              <wp:effectExtent l="0" t="0" r="0" b="8890"/>
              <wp:docPr id="897147119" name="Graphic 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897147119" name=""/>
                      <pic:cNvPicPr/>
                    </pic:nvPicPr>
                    <pic:blipFill>
                      <a:blip r:embed="rId8">
                        <a:extLst>
                          <a:ext uri="{96DAC541-7B7A-43D3-8B79-37D633B846F1}">
                            <asvg:svgBlip xmlns:asvg="http://schemas.microsoft.com/office/drawing/2016/SVG/main" r:embed="rId9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943600" cy="149606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del>
      <w:commentRangeEnd w:id="0"/>
      <w:r w:rsidR="002D51C3">
        <w:rPr>
          <w:rStyle w:val="Kommentarzeichen"/>
        </w:rPr>
        <w:commentReference w:id="0"/>
      </w:r>
    </w:p>
    <w:p w14:paraId="098FEBD6" w14:textId="77777777" w:rsidR="00A2742D" w:rsidRDefault="00A2742D"/>
    <w:p w14:paraId="359C5358" w14:textId="360C5B1A" w:rsidR="00A45DB0" w:rsidRDefault="00A45DB0">
      <w:r>
        <w:t xml:space="preserve">Figure </w:t>
      </w:r>
      <w:r w:rsidR="00C37A24">
        <w:t>3</w:t>
      </w:r>
    </w:p>
    <w:p w14:paraId="620A7565" w14:textId="77777777" w:rsidR="00A45DB0" w:rsidRDefault="00A45DB0"/>
    <w:p w14:paraId="19E0155B" w14:textId="50B51494" w:rsidR="00A45DB0" w:rsidRDefault="00A45DB0">
      <w:r>
        <w:rPr>
          <w:noProof/>
        </w:rPr>
        <w:drawing>
          <wp:inline distT="0" distB="0" distL="0" distR="0" wp14:anchorId="6692D28E" wp14:editId="63EDE851">
            <wp:extent cx="4787900" cy="2870200"/>
            <wp:effectExtent l="0" t="0" r="0" b="6350"/>
            <wp:docPr id="202015298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7900" cy="287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538E67" w14:textId="77777777" w:rsidR="00A45DB0" w:rsidRDefault="00A45DB0"/>
    <w:p w14:paraId="375933A6" w14:textId="77777777" w:rsidR="00F5529B" w:rsidRDefault="00F5529B"/>
    <w:p w14:paraId="0C09D68C" w14:textId="77777777" w:rsidR="00CD01CD" w:rsidRDefault="00CD01CD">
      <w:r>
        <w:br w:type="page"/>
      </w:r>
    </w:p>
    <w:p w14:paraId="6B417A92" w14:textId="38541080" w:rsidR="00F5529B" w:rsidRDefault="00C37A24">
      <w:commentRangeStart w:id="2"/>
      <w:commentRangeStart w:id="3"/>
      <w:commentRangeStart w:id="4"/>
      <w:r>
        <w:lastRenderedPageBreak/>
        <w:t>Figure 4</w:t>
      </w:r>
      <w:commentRangeEnd w:id="2"/>
      <w:r w:rsidR="00CD01CD">
        <w:rPr>
          <w:rStyle w:val="Kommentarzeichen"/>
        </w:rPr>
        <w:commentReference w:id="2"/>
      </w:r>
      <w:commentRangeEnd w:id="3"/>
      <w:r w:rsidR="00957374">
        <w:rPr>
          <w:rStyle w:val="Kommentarzeichen"/>
        </w:rPr>
        <w:commentReference w:id="3"/>
      </w:r>
      <w:commentRangeEnd w:id="4"/>
      <w:r w:rsidR="00FB700B">
        <w:rPr>
          <w:rStyle w:val="Kommentarzeichen"/>
        </w:rPr>
        <w:commentReference w:id="4"/>
      </w:r>
    </w:p>
    <w:p w14:paraId="14EAEEC3" w14:textId="220D9A6E" w:rsidR="00A45DB0" w:rsidRDefault="00DE6081">
      <w:r w:rsidRPr="00DE6081">
        <w:rPr>
          <w:noProof/>
        </w:rPr>
        <w:drawing>
          <wp:inline distT="0" distB="0" distL="0" distR="0" wp14:anchorId="7EEA433A" wp14:editId="7485C296">
            <wp:extent cx="5943600" cy="4625340"/>
            <wp:effectExtent l="0" t="0" r="0" b="3810"/>
            <wp:docPr id="280235418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235418" name=""/>
                    <pic:cNvPicPr/>
                  </pic:nvPicPr>
                  <pic:blipFill>
                    <a:blip r:embed="rId15">
                      <a:extLst>
                        <a:ext uri="{96DAC541-7B7A-43D3-8B79-37D633B846F1}">
                          <asvg:svgBlip xmlns:asvg="http://schemas.microsoft.com/office/drawing/2016/SVG/main" r:embed="rId1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2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E61C2" w14:textId="659B3331" w:rsidR="00A45DB0" w:rsidRDefault="00A45DB0"/>
    <w:p w14:paraId="625E0674" w14:textId="0F8188EB" w:rsidR="006A3F84" w:rsidRDefault="006A3F84">
      <w:commentRangeStart w:id="5"/>
      <w:commentRangeStart w:id="6"/>
      <w:r>
        <w:t xml:space="preserve">Figure 4 (alternative) </w:t>
      </w:r>
      <w:commentRangeEnd w:id="5"/>
      <w:r w:rsidR="00FB700B">
        <w:rPr>
          <w:rStyle w:val="Kommentarzeichen"/>
        </w:rPr>
        <w:commentReference w:id="5"/>
      </w:r>
      <w:commentRangeEnd w:id="6"/>
      <w:r w:rsidR="002D51C3">
        <w:rPr>
          <w:rStyle w:val="Kommentarzeichen"/>
        </w:rPr>
        <w:commentReference w:id="6"/>
      </w:r>
    </w:p>
    <w:p w14:paraId="5EC91C5D" w14:textId="55307D61" w:rsidR="006A3F84" w:rsidRDefault="00E4522A">
      <w:r>
        <w:rPr>
          <w:noProof/>
        </w:rPr>
        <w:lastRenderedPageBreak/>
        <w:drawing>
          <wp:inline distT="0" distB="0" distL="0" distR="0" wp14:anchorId="2B9EC798" wp14:editId="63F8DA73">
            <wp:extent cx="5943600" cy="6027420"/>
            <wp:effectExtent l="0" t="0" r="0" b="0"/>
            <wp:docPr id="17718960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027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6A3F8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comment w:id="0" w:author="Martin Krämer" w:date="2025-01-06T14:43:00Z" w:initials="MK">
    <w:p w14:paraId="090396F3" w14:textId="77777777" w:rsidR="002D51C3" w:rsidRDefault="002D51C3" w:rsidP="002D51C3">
      <w:pPr>
        <w:pStyle w:val="Kommentartext"/>
      </w:pPr>
      <w:r>
        <w:rPr>
          <w:rStyle w:val="Kommentarzeichen"/>
        </w:rPr>
        <w:annotationRef/>
      </w:r>
      <w:r>
        <w:t>That‘s the old figure, correct?</w:t>
      </w:r>
    </w:p>
  </w:comment>
  <w:comment w:id="2" w:author="Brisson, Nicholas" w:date="2024-12-11T17:35:00Z" w:initials="BN">
    <w:p w14:paraId="70786D62" w14:textId="04E82F52" w:rsidR="00CD01CD" w:rsidRDefault="00CD01CD" w:rsidP="00114690">
      <w:pPr>
        <w:pStyle w:val="Kommentartext"/>
      </w:pPr>
      <w:r>
        <w:rPr>
          <w:rStyle w:val="Kommentarzeichen"/>
        </w:rPr>
        <w:annotationRef/>
      </w:r>
      <w:r w:rsidR="00114690">
        <w:t>Just remove the legend from this figure. I have defined the colours in the caption instead</w:t>
      </w:r>
    </w:p>
  </w:comment>
  <w:comment w:id="3" w:author="Brisson, Nicholas" w:date="2024-12-11T17:59:00Z" w:initials="BN">
    <w:p w14:paraId="7B2509AC" w14:textId="77777777" w:rsidR="00A64B37" w:rsidRPr="00A64B37" w:rsidRDefault="00957374">
      <w:pPr>
        <w:pStyle w:val="Kommentartext"/>
      </w:pPr>
      <w:r>
        <w:rPr>
          <w:rStyle w:val="Kommentarzeichen"/>
        </w:rPr>
        <w:annotationRef/>
      </w:r>
      <w:r w:rsidR="00A64B37" w:rsidRPr="00A64B37">
        <w:t>It</w:t>
      </w:r>
      <w:r w:rsidRPr="00A64B37">
        <w:t xml:space="preserve"> doesn’t really make sense to </w:t>
      </w:r>
      <w:r w:rsidR="00A64B37" w:rsidRPr="00A64B37">
        <w:t>add the definitons</w:t>
      </w:r>
      <w:r w:rsidRPr="00A64B37">
        <w:t xml:space="preserve"> “Anterior (+ve)</w:t>
      </w:r>
      <w:r w:rsidR="00A64B37" w:rsidRPr="00A64B37">
        <w:t xml:space="preserve"> /Posterior (-ve); or “Superior (+ve) / Inferior (-ve) because there are absolutely no positive values on any of the graphs…</w:t>
      </w:r>
    </w:p>
    <w:p w14:paraId="77E4560F" w14:textId="77777777" w:rsidR="00A64B37" w:rsidRPr="00A64B37" w:rsidRDefault="00A64B37">
      <w:pPr>
        <w:pStyle w:val="Kommentartext"/>
      </w:pPr>
    </w:p>
    <w:p w14:paraId="097E2D8F" w14:textId="7CC6FE72" w:rsidR="00A64B37" w:rsidRPr="00A64B37" w:rsidRDefault="00A64B37">
      <w:pPr>
        <w:pStyle w:val="Kommentartext"/>
      </w:pPr>
      <w:r w:rsidRPr="00A64B37">
        <w:t>Also, if the values are the distances between the bone centroids, then HOW is anterior and posterior displacement defined? The directions</w:t>
      </w:r>
      <w:r w:rsidR="00A62EF7">
        <w:t xml:space="preserve"> of the movement</w:t>
      </w:r>
      <w:r w:rsidRPr="00A64B37">
        <w:t xml:space="preserve"> only make sense if the values are actually “displacements”, but they do not make sense if the values are just</w:t>
      </w:r>
      <w:r w:rsidR="00A62EF7">
        <w:t xml:space="preserve"> </w:t>
      </w:r>
      <w:r w:rsidRPr="00A64B37">
        <w:t>“distances”</w:t>
      </w:r>
      <w:r w:rsidR="00F16D8B">
        <w:t xml:space="preserve"> </w:t>
      </w:r>
      <w:r w:rsidR="00A62EF7">
        <w:t>…</w:t>
      </w:r>
    </w:p>
  </w:comment>
  <w:comment w:id="4" w:author="Aayush Nepal" w:date="2025-01-02T16:17:00Z" w:initials="AN">
    <w:p w14:paraId="4BEFC3A5" w14:textId="77777777" w:rsidR="00FB700B" w:rsidRDefault="00FB700B" w:rsidP="00FB700B">
      <w:pPr>
        <w:pStyle w:val="Kommentartext"/>
      </w:pPr>
      <w:r>
        <w:rPr>
          <w:rStyle w:val="Kommentarzeichen"/>
        </w:rPr>
        <w:annotationRef/>
      </w:r>
      <w:r>
        <w:t xml:space="preserve">You are correct about the anatomical directions. It is incorrect to call the directions based on anatomical axes because we don’t define them. I was misguided because in the sagittal view, they sort of follow the given directions. </w:t>
      </w:r>
      <w:r>
        <w:br/>
      </w:r>
      <w:r>
        <w:br/>
        <w:t xml:space="preserve">Instead, I have proposed an alternative, please have a look at the captions and the figure 4 below. And I still think the values are displacements and not distances. </w:t>
      </w:r>
    </w:p>
  </w:comment>
  <w:comment w:id="5" w:author="Aayush Nepal" w:date="2025-01-02T16:19:00Z" w:initials="AN">
    <w:p w14:paraId="2908A94B" w14:textId="77777777" w:rsidR="00FB700B" w:rsidRDefault="00FB700B" w:rsidP="00FB700B">
      <w:pPr>
        <w:pStyle w:val="Kommentartext"/>
      </w:pPr>
      <w:r>
        <w:rPr>
          <w:rStyle w:val="Kommentarzeichen"/>
        </w:rPr>
        <w:annotationRef/>
      </w:r>
      <w:r>
        <w:t xml:space="preserve">All the values are positive now because of the way the image cooridnates are defined. The caption should clear any confusion ( I hope) </w:t>
      </w:r>
    </w:p>
  </w:comment>
  <w:comment w:id="6" w:author="Martin Krämer" w:date="2025-01-06T14:44:00Z" w:initials="MK">
    <w:p w14:paraId="0DF1FC9B" w14:textId="77777777" w:rsidR="002D51C3" w:rsidRDefault="002D51C3" w:rsidP="002D51C3">
      <w:pPr>
        <w:pStyle w:val="Kommentartext"/>
      </w:pPr>
      <w:r>
        <w:rPr>
          <w:rStyle w:val="Kommentarzeichen"/>
        </w:rPr>
        <w:annotationRef/>
      </w:r>
      <w:r>
        <w:t>Why two figures? Remove the old figure to avoid confusion.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15:commentEx w15:paraId="090396F3" w15:done="0"/>
  <w15:commentEx w15:paraId="70786D62" w15:done="0"/>
  <w15:commentEx w15:paraId="097E2D8F" w15:done="0"/>
  <w15:commentEx w15:paraId="4BEFC3A5" w15:paraIdParent="097E2D8F" w15:done="0"/>
  <w15:commentEx w15:paraId="2908A94B" w15:done="0"/>
  <w15:commentEx w15:paraId="0DF1FC9B" w15:paraIdParent="2908A94B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cr="http://schemas.microsoft.com/office/comments/2020/reactions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cr w16du wp14">
  <w16cex:commentExtensible w16cex:durableId="16A3D7CD" w16cex:dateUtc="2025-01-06T13:43:00Z"/>
  <w16cex:commentExtensible w16cex:durableId="7DD665A3" w16cex:dateUtc="2025-01-02T15:17:00Z"/>
  <w16cex:commentExtensible w16cex:durableId="3E48C53B" w16cex:dateUtc="2025-01-02T15:19:00Z"/>
  <w16cex:commentExtensible w16cex:durableId="44E26972" w16cex:dateUtc="2025-01-06T13:44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16cid:commentId w16cid:paraId="090396F3" w16cid:durableId="16A3D7CD"/>
  <w16cid:commentId w16cid:paraId="70786D62" w16cid:durableId="2B044BDC"/>
  <w16cid:commentId w16cid:paraId="097E2D8F" w16cid:durableId="2B04517A"/>
  <w16cid:commentId w16cid:paraId="4BEFC3A5" w16cid:durableId="7DD665A3"/>
  <w16cid:commentId w16cid:paraId="2908A94B" w16cid:durableId="3E48C53B"/>
  <w16cid:commentId w16cid:paraId="0DF1FC9B" w16cid:durableId="44E26972"/>
</w16cid:commentsId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21171C38"/>
    <w:multiLevelType w:val="multilevel"/>
    <w:tmpl w:val="6BB44B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475252F1"/>
    <w:multiLevelType w:val="multilevel"/>
    <w:tmpl w:val="698231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497D76A2"/>
    <w:multiLevelType w:val="multilevel"/>
    <w:tmpl w:val="E5B280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72BD0C85"/>
    <w:multiLevelType w:val="multilevel"/>
    <w:tmpl w:val="F09AC9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536044749">
    <w:abstractNumId w:val="0"/>
  </w:num>
  <w:num w:numId="2" w16cid:durableId="2074044478">
    <w:abstractNumId w:val="3"/>
  </w:num>
  <w:num w:numId="3" w16cid:durableId="1254782159">
    <w:abstractNumId w:val="1"/>
  </w:num>
  <w:num w:numId="4" w16cid:durableId="901019747">
    <w:abstractNumId w:val="2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15:person w15:author="Martin Krämer">
    <w15:presenceInfo w15:providerId="Windows Live" w15:userId="8c957fc60f0587d0"/>
  </w15:person>
  <w15:person w15:author="Brisson, Nicholas">
    <w15:presenceInfo w15:providerId="AD" w15:userId="S-1-5-21-1057563376-1269908281-367356602-386962"/>
  </w15:person>
  <w15:person w15:author="Aayush Nepal">
    <w15:presenceInfo w15:providerId="Windows Live" w15:userId="cb7c85ceeff3366e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trackRevisions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E137F"/>
    <w:rsid w:val="000023E6"/>
    <w:rsid w:val="0005240B"/>
    <w:rsid w:val="000A6F02"/>
    <w:rsid w:val="000C5016"/>
    <w:rsid w:val="00114690"/>
    <w:rsid w:val="001A6887"/>
    <w:rsid w:val="00282A9F"/>
    <w:rsid w:val="002D51C3"/>
    <w:rsid w:val="00343DEC"/>
    <w:rsid w:val="00371955"/>
    <w:rsid w:val="003D1567"/>
    <w:rsid w:val="003E137F"/>
    <w:rsid w:val="00435926"/>
    <w:rsid w:val="00472DCF"/>
    <w:rsid w:val="00473F26"/>
    <w:rsid w:val="004A645F"/>
    <w:rsid w:val="005300AE"/>
    <w:rsid w:val="005305C8"/>
    <w:rsid w:val="005413FB"/>
    <w:rsid w:val="00566E0E"/>
    <w:rsid w:val="005915A2"/>
    <w:rsid w:val="006A3F84"/>
    <w:rsid w:val="006E0CCD"/>
    <w:rsid w:val="0073761F"/>
    <w:rsid w:val="00780EC9"/>
    <w:rsid w:val="007A3A66"/>
    <w:rsid w:val="007C5194"/>
    <w:rsid w:val="007E291E"/>
    <w:rsid w:val="008507A7"/>
    <w:rsid w:val="008C4BCA"/>
    <w:rsid w:val="0091280D"/>
    <w:rsid w:val="00957374"/>
    <w:rsid w:val="00984B43"/>
    <w:rsid w:val="00A22BDE"/>
    <w:rsid w:val="00A2742D"/>
    <w:rsid w:val="00A45DB0"/>
    <w:rsid w:val="00A473EA"/>
    <w:rsid w:val="00A62EF7"/>
    <w:rsid w:val="00A64B37"/>
    <w:rsid w:val="00A9218A"/>
    <w:rsid w:val="00AB4682"/>
    <w:rsid w:val="00B12B91"/>
    <w:rsid w:val="00B65C1A"/>
    <w:rsid w:val="00B73655"/>
    <w:rsid w:val="00B73A15"/>
    <w:rsid w:val="00C37A24"/>
    <w:rsid w:val="00CD01CD"/>
    <w:rsid w:val="00DE6081"/>
    <w:rsid w:val="00E4522A"/>
    <w:rsid w:val="00F16D8B"/>
    <w:rsid w:val="00F32ADC"/>
    <w:rsid w:val="00F5529B"/>
    <w:rsid w:val="00FB70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4656BE0"/>
  <w15:chartTrackingRefBased/>
  <w15:docId w15:val="{66225927-750C-4D2A-804D-827ED4B51C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qFormat/>
  </w:style>
  <w:style w:type="paragraph" w:styleId="berschrift1">
    <w:name w:val="heading 1"/>
    <w:basedOn w:val="Standard"/>
    <w:next w:val="Standard"/>
    <w:link w:val="berschrift1Zchn"/>
    <w:uiPriority w:val="9"/>
    <w:qFormat/>
    <w:rsid w:val="003E137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E74B5" w:themeColor="accent1" w:themeShade="BF"/>
      <w:sz w:val="40"/>
      <w:szCs w:val="40"/>
    </w:rPr>
  </w:style>
  <w:style w:type="paragraph" w:styleId="berschrift2">
    <w:name w:val="heading 2"/>
    <w:basedOn w:val="Standard"/>
    <w:next w:val="Standard"/>
    <w:link w:val="berschrift2Zchn"/>
    <w:uiPriority w:val="9"/>
    <w:semiHidden/>
    <w:unhideWhenUsed/>
    <w:qFormat/>
    <w:rsid w:val="003E137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berschrift3">
    <w:name w:val="heading 3"/>
    <w:basedOn w:val="Standard"/>
    <w:next w:val="Standard"/>
    <w:link w:val="berschrift3Zchn"/>
    <w:uiPriority w:val="9"/>
    <w:semiHidden/>
    <w:unhideWhenUsed/>
    <w:qFormat/>
    <w:rsid w:val="003E137F"/>
    <w:pPr>
      <w:keepNext/>
      <w:keepLines/>
      <w:spacing w:before="160" w:after="80"/>
      <w:outlineLvl w:val="2"/>
    </w:pPr>
    <w:rPr>
      <w:rFonts w:eastAsiaTheme="majorEastAsia" w:cstheme="majorBidi"/>
      <w:color w:val="2E74B5" w:themeColor="accent1" w:themeShade="BF"/>
      <w:sz w:val="28"/>
      <w:szCs w:val="28"/>
    </w:rPr>
  </w:style>
  <w:style w:type="paragraph" w:styleId="berschrift4">
    <w:name w:val="heading 4"/>
    <w:basedOn w:val="Standard"/>
    <w:next w:val="Standard"/>
    <w:link w:val="berschrift4Zchn"/>
    <w:uiPriority w:val="9"/>
    <w:semiHidden/>
    <w:unhideWhenUsed/>
    <w:qFormat/>
    <w:rsid w:val="003E137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E74B5" w:themeColor="accent1" w:themeShade="BF"/>
    </w:rPr>
  </w:style>
  <w:style w:type="paragraph" w:styleId="berschrift5">
    <w:name w:val="heading 5"/>
    <w:basedOn w:val="Standard"/>
    <w:next w:val="Standard"/>
    <w:link w:val="berschrift5Zchn"/>
    <w:uiPriority w:val="9"/>
    <w:semiHidden/>
    <w:unhideWhenUsed/>
    <w:qFormat/>
    <w:rsid w:val="003E137F"/>
    <w:pPr>
      <w:keepNext/>
      <w:keepLines/>
      <w:spacing w:before="80" w:after="40"/>
      <w:outlineLvl w:val="4"/>
    </w:pPr>
    <w:rPr>
      <w:rFonts w:eastAsiaTheme="majorEastAsia" w:cstheme="majorBidi"/>
      <w:color w:val="2E74B5" w:themeColor="accent1" w:themeShade="BF"/>
    </w:rPr>
  </w:style>
  <w:style w:type="paragraph" w:styleId="berschrift6">
    <w:name w:val="heading 6"/>
    <w:basedOn w:val="Standard"/>
    <w:next w:val="Standard"/>
    <w:link w:val="berschrift6Zchn"/>
    <w:uiPriority w:val="9"/>
    <w:semiHidden/>
    <w:unhideWhenUsed/>
    <w:qFormat/>
    <w:rsid w:val="003E137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berschrift7">
    <w:name w:val="heading 7"/>
    <w:basedOn w:val="Standard"/>
    <w:next w:val="Standard"/>
    <w:link w:val="berschrift7Zchn"/>
    <w:uiPriority w:val="9"/>
    <w:semiHidden/>
    <w:unhideWhenUsed/>
    <w:qFormat/>
    <w:rsid w:val="003E137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berschrift8">
    <w:name w:val="heading 8"/>
    <w:basedOn w:val="Standard"/>
    <w:next w:val="Standard"/>
    <w:link w:val="berschrift8Zchn"/>
    <w:uiPriority w:val="9"/>
    <w:semiHidden/>
    <w:unhideWhenUsed/>
    <w:qFormat/>
    <w:rsid w:val="003E137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berschrift9">
    <w:name w:val="heading 9"/>
    <w:basedOn w:val="Standard"/>
    <w:next w:val="Standard"/>
    <w:link w:val="berschrift9Zchn"/>
    <w:uiPriority w:val="9"/>
    <w:semiHidden/>
    <w:unhideWhenUsed/>
    <w:qFormat/>
    <w:rsid w:val="003E137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character" w:customStyle="1" w:styleId="berschrift1Zchn">
    <w:name w:val="Überschrift 1 Zchn"/>
    <w:basedOn w:val="Absatz-Standardschriftart"/>
    <w:link w:val="berschrift1"/>
    <w:uiPriority w:val="9"/>
    <w:rsid w:val="003E137F"/>
    <w:rPr>
      <w:rFonts w:asciiTheme="majorHAnsi" w:eastAsiaTheme="majorEastAsia" w:hAnsiTheme="majorHAnsi" w:cstheme="majorBidi"/>
      <w:color w:val="2E74B5" w:themeColor="accent1" w:themeShade="BF"/>
      <w:sz w:val="40"/>
      <w:szCs w:val="40"/>
    </w:rPr>
  </w:style>
  <w:style w:type="character" w:customStyle="1" w:styleId="berschrift2Zchn">
    <w:name w:val="Überschrift 2 Zchn"/>
    <w:basedOn w:val="Absatz-Standardschriftart"/>
    <w:link w:val="berschrift2"/>
    <w:uiPriority w:val="9"/>
    <w:semiHidden/>
    <w:rsid w:val="003E137F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berschrift3Zchn">
    <w:name w:val="Überschrift 3 Zchn"/>
    <w:basedOn w:val="Absatz-Standardschriftart"/>
    <w:link w:val="berschrift3"/>
    <w:uiPriority w:val="9"/>
    <w:semiHidden/>
    <w:rsid w:val="003E137F"/>
    <w:rPr>
      <w:rFonts w:eastAsiaTheme="majorEastAsia" w:cstheme="majorBidi"/>
      <w:color w:val="2E74B5" w:themeColor="accent1" w:themeShade="BF"/>
      <w:sz w:val="28"/>
      <w:szCs w:val="28"/>
    </w:rPr>
  </w:style>
  <w:style w:type="character" w:customStyle="1" w:styleId="berschrift4Zchn">
    <w:name w:val="Überschrift 4 Zchn"/>
    <w:basedOn w:val="Absatz-Standardschriftart"/>
    <w:link w:val="berschrift4"/>
    <w:uiPriority w:val="9"/>
    <w:semiHidden/>
    <w:rsid w:val="003E137F"/>
    <w:rPr>
      <w:rFonts w:eastAsiaTheme="majorEastAsia" w:cstheme="majorBidi"/>
      <w:i/>
      <w:iCs/>
      <w:color w:val="2E74B5" w:themeColor="accent1" w:themeShade="BF"/>
    </w:rPr>
  </w:style>
  <w:style w:type="character" w:customStyle="1" w:styleId="berschrift5Zchn">
    <w:name w:val="Überschrift 5 Zchn"/>
    <w:basedOn w:val="Absatz-Standardschriftart"/>
    <w:link w:val="berschrift5"/>
    <w:uiPriority w:val="9"/>
    <w:semiHidden/>
    <w:rsid w:val="003E137F"/>
    <w:rPr>
      <w:rFonts w:eastAsiaTheme="majorEastAsia" w:cstheme="majorBidi"/>
      <w:color w:val="2E74B5" w:themeColor="accent1" w:themeShade="BF"/>
    </w:rPr>
  </w:style>
  <w:style w:type="character" w:customStyle="1" w:styleId="berschrift6Zchn">
    <w:name w:val="Überschrift 6 Zchn"/>
    <w:basedOn w:val="Absatz-Standardschriftart"/>
    <w:link w:val="berschrift6"/>
    <w:uiPriority w:val="9"/>
    <w:semiHidden/>
    <w:rsid w:val="003E137F"/>
    <w:rPr>
      <w:rFonts w:eastAsiaTheme="majorEastAsia" w:cstheme="majorBidi"/>
      <w:i/>
      <w:iCs/>
      <w:color w:val="595959" w:themeColor="text1" w:themeTint="A6"/>
    </w:rPr>
  </w:style>
  <w:style w:type="character" w:customStyle="1" w:styleId="berschrift7Zchn">
    <w:name w:val="Überschrift 7 Zchn"/>
    <w:basedOn w:val="Absatz-Standardschriftart"/>
    <w:link w:val="berschrift7"/>
    <w:uiPriority w:val="9"/>
    <w:semiHidden/>
    <w:rsid w:val="003E137F"/>
    <w:rPr>
      <w:rFonts w:eastAsiaTheme="majorEastAsia" w:cstheme="majorBidi"/>
      <w:color w:val="595959" w:themeColor="text1" w:themeTint="A6"/>
    </w:rPr>
  </w:style>
  <w:style w:type="character" w:customStyle="1" w:styleId="berschrift8Zchn">
    <w:name w:val="Überschrift 8 Zchn"/>
    <w:basedOn w:val="Absatz-Standardschriftart"/>
    <w:link w:val="berschrift8"/>
    <w:uiPriority w:val="9"/>
    <w:semiHidden/>
    <w:rsid w:val="003E137F"/>
    <w:rPr>
      <w:rFonts w:eastAsiaTheme="majorEastAsia" w:cstheme="majorBidi"/>
      <w:i/>
      <w:iCs/>
      <w:color w:val="272727" w:themeColor="text1" w:themeTint="D8"/>
    </w:rPr>
  </w:style>
  <w:style w:type="character" w:customStyle="1" w:styleId="berschrift9Zchn">
    <w:name w:val="Überschrift 9 Zchn"/>
    <w:basedOn w:val="Absatz-Standardschriftart"/>
    <w:link w:val="berschrift9"/>
    <w:uiPriority w:val="9"/>
    <w:semiHidden/>
    <w:rsid w:val="003E137F"/>
    <w:rPr>
      <w:rFonts w:eastAsiaTheme="majorEastAsia" w:cstheme="majorBidi"/>
      <w:color w:val="272727" w:themeColor="text1" w:themeTint="D8"/>
    </w:rPr>
  </w:style>
  <w:style w:type="paragraph" w:styleId="Titel">
    <w:name w:val="Title"/>
    <w:basedOn w:val="Standard"/>
    <w:next w:val="Standard"/>
    <w:link w:val="TitelZchn"/>
    <w:uiPriority w:val="10"/>
    <w:qFormat/>
    <w:rsid w:val="003E137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elZchn">
    <w:name w:val="Titel Zchn"/>
    <w:basedOn w:val="Absatz-Standardschriftart"/>
    <w:link w:val="Titel"/>
    <w:uiPriority w:val="10"/>
    <w:rsid w:val="003E137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Untertitel">
    <w:name w:val="Subtitle"/>
    <w:basedOn w:val="Standard"/>
    <w:next w:val="Standard"/>
    <w:link w:val="UntertitelZchn"/>
    <w:uiPriority w:val="11"/>
    <w:qFormat/>
    <w:rsid w:val="003E137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UntertitelZchn">
    <w:name w:val="Untertitel Zchn"/>
    <w:basedOn w:val="Absatz-Standardschriftart"/>
    <w:link w:val="Untertitel"/>
    <w:uiPriority w:val="11"/>
    <w:rsid w:val="003E137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Zitat">
    <w:name w:val="Quote"/>
    <w:basedOn w:val="Standard"/>
    <w:next w:val="Standard"/>
    <w:link w:val="ZitatZchn"/>
    <w:uiPriority w:val="29"/>
    <w:qFormat/>
    <w:rsid w:val="003E137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ZitatZchn">
    <w:name w:val="Zitat Zchn"/>
    <w:basedOn w:val="Absatz-Standardschriftart"/>
    <w:link w:val="Zitat"/>
    <w:uiPriority w:val="29"/>
    <w:rsid w:val="003E137F"/>
    <w:rPr>
      <w:i/>
      <w:iCs/>
      <w:color w:val="404040" w:themeColor="text1" w:themeTint="BF"/>
    </w:rPr>
  </w:style>
  <w:style w:type="paragraph" w:styleId="Listenabsatz">
    <w:name w:val="List Paragraph"/>
    <w:basedOn w:val="Standard"/>
    <w:uiPriority w:val="34"/>
    <w:qFormat/>
    <w:rsid w:val="003E137F"/>
    <w:pPr>
      <w:ind w:left="720"/>
      <w:contextualSpacing/>
    </w:pPr>
  </w:style>
  <w:style w:type="character" w:styleId="IntensiveHervorhebung">
    <w:name w:val="Intense Emphasis"/>
    <w:basedOn w:val="Absatz-Standardschriftart"/>
    <w:uiPriority w:val="21"/>
    <w:qFormat/>
    <w:rsid w:val="003E137F"/>
    <w:rPr>
      <w:i/>
      <w:iCs/>
      <w:color w:val="2E74B5" w:themeColor="accent1" w:themeShade="BF"/>
    </w:rPr>
  </w:style>
  <w:style w:type="paragraph" w:styleId="IntensivesZitat">
    <w:name w:val="Intense Quote"/>
    <w:basedOn w:val="Standard"/>
    <w:next w:val="Standard"/>
    <w:link w:val="IntensivesZitatZchn"/>
    <w:uiPriority w:val="30"/>
    <w:qFormat/>
    <w:rsid w:val="003E137F"/>
    <w:pPr>
      <w:pBdr>
        <w:top w:val="single" w:sz="4" w:space="10" w:color="2E74B5" w:themeColor="accent1" w:themeShade="BF"/>
        <w:bottom w:val="single" w:sz="4" w:space="10" w:color="2E74B5" w:themeColor="accent1" w:themeShade="BF"/>
      </w:pBdr>
      <w:spacing w:before="360" w:after="360"/>
      <w:ind w:left="864" w:right="864"/>
      <w:jc w:val="center"/>
    </w:pPr>
    <w:rPr>
      <w:i/>
      <w:iCs/>
      <w:color w:val="2E74B5" w:themeColor="accent1" w:themeShade="BF"/>
    </w:rPr>
  </w:style>
  <w:style w:type="character" w:customStyle="1" w:styleId="IntensivesZitatZchn">
    <w:name w:val="Intensives Zitat Zchn"/>
    <w:basedOn w:val="Absatz-Standardschriftart"/>
    <w:link w:val="IntensivesZitat"/>
    <w:uiPriority w:val="30"/>
    <w:rsid w:val="003E137F"/>
    <w:rPr>
      <w:i/>
      <w:iCs/>
      <w:color w:val="2E74B5" w:themeColor="accent1" w:themeShade="BF"/>
    </w:rPr>
  </w:style>
  <w:style w:type="character" w:styleId="IntensiverVerweis">
    <w:name w:val="Intense Reference"/>
    <w:basedOn w:val="Absatz-Standardschriftart"/>
    <w:uiPriority w:val="32"/>
    <w:qFormat/>
    <w:rsid w:val="003E137F"/>
    <w:rPr>
      <w:b/>
      <w:bCs/>
      <w:smallCaps/>
      <w:color w:val="2E74B5" w:themeColor="accent1" w:themeShade="BF"/>
      <w:spacing w:val="5"/>
    </w:rPr>
  </w:style>
  <w:style w:type="character" w:styleId="Kommentarzeichen">
    <w:name w:val="annotation reference"/>
    <w:basedOn w:val="Absatz-Standardschriftart"/>
    <w:uiPriority w:val="99"/>
    <w:semiHidden/>
    <w:unhideWhenUsed/>
    <w:rsid w:val="00371955"/>
    <w:rPr>
      <w:sz w:val="16"/>
      <w:szCs w:val="16"/>
    </w:rPr>
  </w:style>
  <w:style w:type="paragraph" w:styleId="Kommentartext">
    <w:name w:val="annotation text"/>
    <w:basedOn w:val="Standard"/>
    <w:link w:val="KommentartextZchn"/>
    <w:uiPriority w:val="99"/>
    <w:unhideWhenUsed/>
    <w:rsid w:val="00371955"/>
    <w:pPr>
      <w:spacing w:line="240" w:lineRule="auto"/>
    </w:pPr>
    <w:rPr>
      <w:sz w:val="20"/>
      <w:szCs w:val="20"/>
    </w:rPr>
  </w:style>
  <w:style w:type="character" w:customStyle="1" w:styleId="KommentartextZchn">
    <w:name w:val="Kommentartext Zchn"/>
    <w:basedOn w:val="Absatz-Standardschriftart"/>
    <w:link w:val="Kommentartext"/>
    <w:uiPriority w:val="99"/>
    <w:rsid w:val="00371955"/>
    <w:rPr>
      <w:sz w:val="20"/>
      <w:szCs w:val="20"/>
    </w:rPr>
  </w:style>
  <w:style w:type="paragraph" w:styleId="Kommentarthema">
    <w:name w:val="annotation subject"/>
    <w:basedOn w:val="Kommentartext"/>
    <w:next w:val="Kommentartext"/>
    <w:link w:val="KommentarthemaZchn"/>
    <w:uiPriority w:val="99"/>
    <w:semiHidden/>
    <w:unhideWhenUsed/>
    <w:rsid w:val="00371955"/>
    <w:rPr>
      <w:b/>
      <w:bCs/>
    </w:rPr>
  </w:style>
  <w:style w:type="character" w:customStyle="1" w:styleId="KommentarthemaZchn">
    <w:name w:val="Kommentarthema Zchn"/>
    <w:basedOn w:val="KommentartextZchn"/>
    <w:link w:val="Kommentarthema"/>
    <w:uiPriority w:val="99"/>
    <w:semiHidden/>
    <w:rsid w:val="00371955"/>
    <w:rPr>
      <w:b/>
      <w:bCs/>
      <w:sz w:val="20"/>
      <w:szCs w:val="20"/>
    </w:rPr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5305C8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5305C8"/>
    <w:rPr>
      <w:rFonts w:ascii="Segoe UI" w:hAnsi="Segoe UI" w:cs="Segoe UI"/>
      <w:sz w:val="18"/>
      <w:szCs w:val="18"/>
    </w:rPr>
  </w:style>
  <w:style w:type="paragraph" w:styleId="berarbeitung">
    <w:name w:val="Revision"/>
    <w:hidden/>
    <w:uiPriority w:val="99"/>
    <w:semiHidden/>
    <w:rsid w:val="00A2742D"/>
    <w:pPr>
      <w:spacing w:after="0" w:line="240" w:lineRule="auto"/>
    </w:pPr>
  </w:style>
  <w:style w:type="paragraph" w:styleId="StandardWeb">
    <w:name w:val="Normal (Web)"/>
    <w:basedOn w:val="Standard"/>
    <w:uiPriority w:val="99"/>
    <w:semiHidden/>
    <w:unhideWhenUsed/>
    <w:rsid w:val="00A22BD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CA" w:eastAsia="en-CA"/>
    </w:rPr>
  </w:style>
  <w:style w:type="character" w:styleId="Fett">
    <w:name w:val="Strong"/>
    <w:basedOn w:val="Absatz-Standardschriftart"/>
    <w:uiPriority w:val="22"/>
    <w:qFormat/>
    <w:rsid w:val="00A22BDE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228765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microsoft.com/office/2018/08/relationships/commentsExtensible" Target="commentsExtensible.xml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microsoft.com/office/2016/09/relationships/commentsIds" Target="commentsIds.xml"/><Relationship Id="rId17" Type="http://schemas.openxmlformats.org/officeDocument/2006/relationships/image" Target="media/image9.png"/><Relationship Id="rId2" Type="http://schemas.openxmlformats.org/officeDocument/2006/relationships/styles" Target="styles.xml"/><Relationship Id="rId16" Type="http://schemas.openxmlformats.org/officeDocument/2006/relationships/image" Target="media/image8.sv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svg"/><Relationship Id="rId11" Type="http://schemas.microsoft.com/office/2011/relationships/commentsExtended" Target="commentsExtended.xml"/><Relationship Id="rId5" Type="http://schemas.openxmlformats.org/officeDocument/2006/relationships/image" Target="media/image1.png"/><Relationship Id="rId15" Type="http://schemas.openxmlformats.org/officeDocument/2006/relationships/image" Target="media/image7.png"/><Relationship Id="rId10" Type="http://schemas.openxmlformats.org/officeDocument/2006/relationships/comments" Target="comments.xml"/><Relationship Id="rId19" Type="http://schemas.microsoft.com/office/2011/relationships/people" Target="people.xml"/><Relationship Id="rId4" Type="http://schemas.openxmlformats.org/officeDocument/2006/relationships/webSettings" Target="webSettings.xml"/><Relationship Id="rId9" Type="http://schemas.openxmlformats.org/officeDocument/2006/relationships/image" Target="media/image5.svg"/><Relationship Id="rId14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4</Pages>
  <Words>12</Words>
  <Characters>76</Characters>
  <Application>Microsoft Office Word</Application>
  <DocSecurity>0</DocSecurity>
  <Lines>1</Lines>
  <Paragraphs>1</Paragraphs>
  <ScaleCrop>false</ScaleCrop>
  <HeadingPairs>
    <vt:vector size="4" baseType="variant">
      <vt:variant>
        <vt:lpstr>Titel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Aayush Nepal</dc:creator>
  <cp:keywords/>
  <dc:description/>
  <cp:lastModifiedBy>Martin Krämer</cp:lastModifiedBy>
  <cp:revision>20</cp:revision>
  <dcterms:created xsi:type="dcterms:W3CDTF">2024-12-02T17:56:00Z</dcterms:created>
  <dcterms:modified xsi:type="dcterms:W3CDTF">2025-01-06T13:56:00Z</dcterms:modified>
</cp:coreProperties>
</file>